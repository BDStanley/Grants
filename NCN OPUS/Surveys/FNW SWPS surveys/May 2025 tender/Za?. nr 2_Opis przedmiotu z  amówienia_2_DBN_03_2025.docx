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8C251" w14:textId="77777777" w:rsidR="00BB466F" w:rsidRDefault="00BB466F">
      <w:pPr>
        <w:tabs>
          <w:tab w:val="left" w:pos="8220"/>
        </w:tabs>
        <w:spacing w:line="240" w:lineRule="auto"/>
        <w:rPr>
          <w:rFonts w:ascii="Calibri" w:eastAsia="Calibri" w:hAnsi="Calibri" w:cs="Calibri"/>
          <w:b/>
          <w:sz w:val="22"/>
          <w:szCs w:val="22"/>
        </w:rPr>
      </w:pPr>
    </w:p>
    <w:p w14:paraId="58538EDE" w14:textId="77777777" w:rsidR="00BB466F" w:rsidRDefault="004C3BB7">
      <w:pPr>
        <w:tabs>
          <w:tab w:val="left" w:pos="8220"/>
        </w:tabs>
        <w:spacing w:line="240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Opis przedmiotu zamówienia</w:t>
      </w:r>
    </w:p>
    <w:p w14:paraId="189CB4A4" w14:textId="77777777" w:rsidR="00BB466F" w:rsidRDefault="00BB466F">
      <w:pPr>
        <w:tabs>
          <w:tab w:val="left" w:pos="8220"/>
        </w:tabs>
        <w:spacing w:line="240" w:lineRule="auto"/>
        <w:rPr>
          <w:rFonts w:ascii="Calibri" w:eastAsia="Calibri" w:hAnsi="Calibri" w:cs="Calibri"/>
          <w:b/>
          <w:sz w:val="22"/>
          <w:szCs w:val="22"/>
        </w:rPr>
      </w:pPr>
    </w:p>
    <w:p w14:paraId="4ECAB0D3" w14:textId="77777777" w:rsidR="00BB466F" w:rsidRDefault="004C3BB7">
      <w:p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Zamówienie jest realizowane w ramach projektu Plemienność czy obojętność? Badanie rzeczywiście istniejących wartości demokratycznych i ich konsekwencji w Polsce</w:t>
      </w:r>
      <w:r>
        <w:rPr>
          <w:rFonts w:ascii="Calibri" w:eastAsia="Calibri" w:hAnsi="Calibri" w:cs="Calibri"/>
          <w:sz w:val="22"/>
          <w:szCs w:val="22"/>
        </w:rPr>
        <w:t>.</w:t>
      </w:r>
    </w:p>
    <w:p w14:paraId="50EE5FCD" w14:textId="77777777" w:rsidR="00BB466F" w:rsidRDefault="00BB466F">
      <w:p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b/>
          <w:sz w:val="22"/>
          <w:szCs w:val="22"/>
        </w:rPr>
      </w:pPr>
    </w:p>
    <w:p w14:paraId="63DE0A72" w14:textId="77777777" w:rsidR="00BB466F" w:rsidRDefault="004C3BB7">
      <w:pPr>
        <w:numPr>
          <w:ilvl w:val="0"/>
          <w:numId w:val="11"/>
        </w:num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Przedmiotem zamówienia jest usługa polegająca na przeprowadzeniu:</w:t>
      </w:r>
    </w:p>
    <w:p w14:paraId="5843A27C" w14:textId="33D4F1B9" w:rsidR="00BB466F" w:rsidRDefault="004C3BB7">
      <w:pPr>
        <w:numPr>
          <w:ilvl w:val="0"/>
          <w:numId w:val="1"/>
        </w:num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badań metodą CAWI</w:t>
      </w:r>
      <w:r w:rsidR="001E52A6">
        <w:rPr>
          <w:rFonts w:ascii="Calibri" w:eastAsia="Calibri" w:hAnsi="Calibri" w:cs="Calibri"/>
          <w:b/>
          <w:sz w:val="22"/>
          <w:szCs w:val="22"/>
        </w:rPr>
        <w:t xml:space="preserve"> (N=</w:t>
      </w:r>
      <w:ins w:id="0" w:author="Ben Stanley" w:date="2025-03-27T13:24:00Z" w16du:dateUtc="2025-03-27T12:24:00Z">
        <w:r w:rsidR="00B32CDB">
          <w:rPr>
            <w:rFonts w:ascii="Calibri" w:eastAsia="Calibri" w:hAnsi="Calibri" w:cs="Calibri"/>
            <w:b/>
            <w:sz w:val="22"/>
            <w:szCs w:val="22"/>
          </w:rPr>
          <w:t>2</w:t>
        </w:r>
      </w:ins>
      <w:del w:id="1" w:author="Ben Stanley" w:date="2025-03-27T13:24:00Z" w16du:dateUtc="2025-03-27T12:24:00Z">
        <w:r w:rsidR="001E52A6" w:rsidDel="00B32CDB">
          <w:rPr>
            <w:rFonts w:ascii="Calibri" w:eastAsia="Calibri" w:hAnsi="Calibri" w:cs="Calibri"/>
            <w:b/>
            <w:sz w:val="22"/>
            <w:szCs w:val="22"/>
          </w:rPr>
          <w:delText>1</w:delText>
        </w:r>
      </w:del>
      <w:r w:rsidR="001E52A6">
        <w:rPr>
          <w:rFonts w:ascii="Calibri" w:eastAsia="Calibri" w:hAnsi="Calibri" w:cs="Calibri"/>
          <w:b/>
          <w:sz w:val="22"/>
          <w:szCs w:val="22"/>
        </w:rPr>
        <w:t>000)</w:t>
      </w:r>
    </w:p>
    <w:p w14:paraId="35BD5E8B" w14:textId="77777777" w:rsidR="00BB466F" w:rsidRDefault="004C3BB7">
      <w:pPr>
        <w:numPr>
          <w:ilvl w:val="0"/>
          <w:numId w:val="11"/>
        </w:num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Szczegółowy opis przedmiotu zamówienia:</w:t>
      </w:r>
    </w:p>
    <w:p w14:paraId="3CE0B8C3" w14:textId="0573B19F" w:rsidR="00BB466F" w:rsidRDefault="004C3BB7">
      <w:pPr>
        <w:spacing w:line="240" w:lineRule="auto"/>
        <w:ind w:left="567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Badanie terenowe odbędzie się w </w:t>
      </w:r>
      <w:r w:rsidR="001E52A6">
        <w:rPr>
          <w:rFonts w:ascii="Calibri" w:eastAsia="Calibri" w:hAnsi="Calibri" w:cs="Calibri"/>
          <w:sz w:val="22"/>
          <w:szCs w:val="22"/>
        </w:rPr>
        <w:t xml:space="preserve">kwietniu i maju </w:t>
      </w:r>
      <w:r>
        <w:rPr>
          <w:rFonts w:ascii="Calibri" w:eastAsia="Calibri" w:hAnsi="Calibri" w:cs="Calibri"/>
          <w:sz w:val="22"/>
          <w:szCs w:val="22"/>
        </w:rPr>
        <w:t xml:space="preserve">2025 roku na próbie kwotowej dorosłej populacji. Szczegółowe informacje dotyczące kwot są dostępne poniżej. Kwestionariusz składa się z pytań zamkniętych na tematy społeczno-polityczne i </w:t>
      </w:r>
      <w:proofErr w:type="spellStart"/>
      <w:r>
        <w:rPr>
          <w:rFonts w:ascii="Calibri" w:eastAsia="Calibri" w:hAnsi="Calibri" w:cs="Calibri"/>
          <w:sz w:val="22"/>
          <w:szCs w:val="22"/>
        </w:rPr>
        <w:t>socjodemograficzne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(część pytań pojedynczych, część zawierająca baterie </w:t>
      </w:r>
      <w:proofErr w:type="spellStart"/>
      <w:r>
        <w:rPr>
          <w:rFonts w:ascii="Calibri" w:eastAsia="Calibri" w:hAnsi="Calibri" w:cs="Calibri"/>
          <w:sz w:val="22"/>
          <w:szCs w:val="22"/>
        </w:rPr>
        <w:t>itemów</w:t>
      </w:r>
      <w:proofErr w:type="spellEnd"/>
      <w:r>
        <w:rPr>
          <w:rFonts w:ascii="Calibri" w:eastAsia="Calibri" w:hAnsi="Calibri" w:cs="Calibri"/>
          <w:sz w:val="22"/>
          <w:szCs w:val="22"/>
        </w:rPr>
        <w:t>, jedno pytanie z próby dzielonej). Całkowity czas trwania badania wynosi około 25 minut.</w:t>
      </w:r>
    </w:p>
    <w:p w14:paraId="2332E1FB" w14:textId="77777777" w:rsidR="001E52A6" w:rsidRDefault="001E52A6">
      <w:pPr>
        <w:tabs>
          <w:tab w:val="left" w:pos="8220"/>
        </w:tabs>
        <w:spacing w:before="240"/>
        <w:rPr>
          <w:rFonts w:ascii="Calibri" w:eastAsia="Calibri" w:hAnsi="Calibri" w:cs="Calibri"/>
          <w:sz w:val="22"/>
          <w:szCs w:val="22"/>
        </w:rPr>
      </w:pPr>
    </w:p>
    <w:p w14:paraId="3A0E54C2" w14:textId="4271CF84" w:rsidR="00BB466F" w:rsidRDefault="004C3BB7">
      <w:pPr>
        <w:tabs>
          <w:tab w:val="left" w:pos="8220"/>
        </w:tabs>
        <w:spacing w:before="24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WYMAGANIA</w:t>
      </w:r>
    </w:p>
    <w:p w14:paraId="52D6612E" w14:textId="77777777" w:rsidR="00BB466F" w:rsidRDefault="004C3BB7">
      <w:pPr>
        <w:numPr>
          <w:ilvl w:val="0"/>
          <w:numId w:val="7"/>
        </w:numPr>
        <w:tabs>
          <w:tab w:val="left" w:pos="8220"/>
        </w:tabs>
        <w:spacing w:after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Zbieranie danych</w:t>
      </w:r>
    </w:p>
    <w:p w14:paraId="055AFF3A" w14:textId="77777777" w:rsidR="00BB466F" w:rsidRDefault="004C3BB7">
      <w:pPr>
        <w:tabs>
          <w:tab w:val="left" w:pos="8220"/>
        </w:tabs>
        <w:spacing w:after="0"/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Dane będą zbierane przy użyciu metody CAWI (wywiad będzie trwał około 25 minut).</w:t>
      </w:r>
    </w:p>
    <w:p w14:paraId="0EFDFB90" w14:textId="77777777" w:rsidR="00BB466F" w:rsidRDefault="004C3BB7">
      <w:pPr>
        <w:tabs>
          <w:tab w:val="left" w:pos="8220"/>
        </w:tabs>
        <w:spacing w:after="0"/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Zbiór danych powinien uwzględniać następujące kwestie:</w:t>
      </w:r>
    </w:p>
    <w:p w14:paraId="40A86C39" w14:textId="77777777" w:rsidR="00BB466F" w:rsidRDefault="004C3B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after="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ankieta zostanie dostarczona przez Uniwersytet SWPS.</w:t>
      </w:r>
    </w:p>
    <w:p w14:paraId="32D29EFC" w14:textId="77777777" w:rsidR="001E52A6" w:rsidRDefault="001E52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after="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 w:rsidRPr="001E52A6">
        <w:rPr>
          <w:rFonts w:ascii="Calibri" w:eastAsia="Calibri" w:hAnsi="Calibri" w:cs="Calibri"/>
          <w:color w:val="000000"/>
          <w:sz w:val="22"/>
          <w:szCs w:val="22"/>
        </w:rPr>
        <w:t>powinna zakończyć się nie wcześniej niż się w dniu 12.05.2025 oraz nie później niż 16.05.2025</w:t>
      </w:r>
    </w:p>
    <w:p w14:paraId="4FBAA0E4" w14:textId="58CCCB33" w:rsidR="00BB466F" w:rsidRDefault="004C3B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after="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zbiór danych musi być dostarczony nie później niż </w:t>
      </w:r>
      <w:r w:rsidR="001E52A6">
        <w:rPr>
          <w:rFonts w:ascii="Calibri" w:eastAsia="Calibri" w:hAnsi="Calibri" w:cs="Calibri"/>
          <w:color w:val="000000"/>
          <w:sz w:val="22"/>
          <w:szCs w:val="22"/>
        </w:rPr>
        <w:t>23.05.</w:t>
      </w:r>
      <w:r>
        <w:rPr>
          <w:rFonts w:ascii="Calibri" w:eastAsia="Calibri" w:hAnsi="Calibri" w:cs="Calibri"/>
          <w:color w:val="000000"/>
          <w:sz w:val="22"/>
          <w:szCs w:val="22"/>
        </w:rPr>
        <w:t>2025.</w:t>
      </w:r>
    </w:p>
    <w:p w14:paraId="3951F096" w14:textId="1667417F" w:rsidR="00BB466F" w:rsidRPr="001E52A6" w:rsidRDefault="004C3BB7" w:rsidP="001E52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after="44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Oferent musi w pełni przestrzegać Rozporządzenia o Ochronie Danych Osobowych (RODO) w zakresie świadomej zgody na zbieranie danych do ankiety.</w:t>
      </w:r>
    </w:p>
    <w:p w14:paraId="17876C35" w14:textId="77777777" w:rsidR="00BB466F" w:rsidRDefault="004C3BB7">
      <w:pPr>
        <w:numPr>
          <w:ilvl w:val="0"/>
          <w:numId w:val="9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Dobór próby</w:t>
      </w:r>
    </w:p>
    <w:p w14:paraId="414EEC32" w14:textId="77777777" w:rsidR="00BB466F" w:rsidRDefault="004C3BB7">
      <w:pPr>
        <w:tabs>
          <w:tab w:val="left" w:pos="8220"/>
        </w:tabs>
        <w:spacing w:after="0"/>
        <w:ind w:left="7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Próba musi spełniać następujące kryteria:</w:t>
      </w:r>
    </w:p>
    <w:p w14:paraId="0BC803D2" w14:textId="77777777" w:rsidR="00BB466F" w:rsidRDefault="004C3BB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before="240" w:after="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>populacja docelowa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- reprezentatywna próba dorosłej populacji Polski.</w:t>
      </w:r>
    </w:p>
    <w:p w14:paraId="134757F9" w14:textId="015993CF" w:rsidR="00BB466F" w:rsidRDefault="004C3BB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after="0"/>
        <w:jc w:val="both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 xml:space="preserve">wielkość próby -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liczba zrealizowanych wywiadów musi wynosić co najmniej </w:t>
      </w:r>
      <w:del w:id="2" w:author="Ben Stanley" w:date="2025-04-02T12:33:00Z" w16du:dateUtc="2025-04-02T10:33:00Z">
        <w:r w:rsidDel="000B1859">
          <w:rPr>
            <w:rFonts w:ascii="Calibri" w:eastAsia="Calibri" w:hAnsi="Calibri" w:cs="Calibri"/>
            <w:color w:val="000000"/>
            <w:sz w:val="22"/>
            <w:szCs w:val="22"/>
          </w:rPr>
          <w:delText xml:space="preserve">1000 </w:delText>
        </w:r>
      </w:del>
      <w:ins w:id="3" w:author="Ben Stanley" w:date="2025-04-02T12:33:00Z" w16du:dateUtc="2025-04-02T10:33:00Z">
        <w:r w:rsidR="000B1859">
          <w:rPr>
            <w:rFonts w:ascii="Calibri" w:eastAsia="Calibri" w:hAnsi="Calibri" w:cs="Calibri"/>
            <w:color w:val="000000"/>
            <w:sz w:val="22"/>
            <w:szCs w:val="22"/>
          </w:rPr>
          <w:t>2000</w:t>
        </w:r>
        <w:r w:rsidR="000B1859">
          <w:rPr>
            <w:rFonts w:ascii="Calibri" w:eastAsia="Calibri" w:hAnsi="Calibri" w:cs="Calibri"/>
            <w:color w:val="000000"/>
            <w:sz w:val="22"/>
            <w:szCs w:val="22"/>
          </w:rPr>
          <w:t xml:space="preserve"> </w:t>
        </w:r>
      </w:ins>
      <w:r>
        <w:rPr>
          <w:rFonts w:ascii="Calibri" w:eastAsia="Calibri" w:hAnsi="Calibri" w:cs="Calibri"/>
          <w:color w:val="000000"/>
          <w:sz w:val="22"/>
          <w:szCs w:val="22"/>
        </w:rPr>
        <w:t>osób.</w:t>
      </w:r>
    </w:p>
    <w:p w14:paraId="3306A647" w14:textId="77777777" w:rsidR="00BB466F" w:rsidRDefault="004C3BB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spacing w:after="0"/>
        <w:jc w:val="both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Próba - respondenci mają być rekrutowani za pomocą doboru kwotowego, zgodnie z kwotami określonymi poniżej. Oferent powinien dostarczyć dokładny plan doboru próby do badania. </w:t>
      </w:r>
    </w:p>
    <w:p w14:paraId="2125BBD3" w14:textId="77777777" w:rsidR="00BB466F" w:rsidRDefault="00BB466F">
      <w:pPr>
        <w:pBdr>
          <w:top w:val="nil"/>
          <w:left w:val="nil"/>
          <w:bottom w:val="nil"/>
          <w:right w:val="nil"/>
          <w:between w:val="nil"/>
        </w:pBdr>
        <w:tabs>
          <w:tab w:val="left" w:pos="8220"/>
        </w:tabs>
        <w:ind w:left="1440"/>
        <w:jc w:val="both"/>
        <w:rPr>
          <w:rFonts w:ascii="Calibri" w:eastAsia="Calibri" w:hAnsi="Calibri" w:cs="Calibri"/>
          <w:color w:val="000000"/>
          <w:sz w:val="22"/>
          <w:szCs w:val="22"/>
          <w:u w:val="single"/>
        </w:rPr>
      </w:pPr>
    </w:p>
    <w:p w14:paraId="3FA352D0" w14:textId="77777777" w:rsidR="00BB466F" w:rsidRPr="001E52A6" w:rsidRDefault="004C3BB7">
      <w:pPr>
        <w:tabs>
          <w:tab w:val="left" w:pos="8220"/>
        </w:tabs>
        <w:spacing w:before="240"/>
        <w:jc w:val="both"/>
        <w:rPr>
          <w:rFonts w:ascii="Calibri" w:eastAsia="Calibri" w:hAnsi="Calibri" w:cs="Calibri"/>
          <w:b/>
          <w:sz w:val="22"/>
          <w:szCs w:val="22"/>
          <w:u w:val="single"/>
        </w:rPr>
      </w:pPr>
      <w:r w:rsidRPr="001E52A6">
        <w:rPr>
          <w:rFonts w:ascii="Calibri" w:eastAsia="Calibri" w:hAnsi="Calibri" w:cs="Calibri"/>
          <w:b/>
          <w:sz w:val="22"/>
          <w:szCs w:val="22"/>
          <w:u w:val="single"/>
        </w:rPr>
        <w:t>Szczegółowy opis próby</w:t>
      </w:r>
    </w:p>
    <w:p w14:paraId="77ACC223" w14:textId="77777777" w:rsidR="00BB466F" w:rsidRPr="001E52A6" w:rsidRDefault="004C3BB7">
      <w:pPr>
        <w:widowControl w:val="0"/>
        <w:spacing w:before="9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lastRenderedPageBreak/>
        <w:t>Docelowe kwoty (zgodnie z najnowszymi danymi Eurostatu)</w:t>
      </w:r>
    </w:p>
    <w:p w14:paraId="39A0AAFB" w14:textId="77777777" w:rsidR="00BB466F" w:rsidRPr="001E52A6" w:rsidRDefault="004C3BB7">
      <w:pPr>
        <w:widowControl w:val="0"/>
        <w:numPr>
          <w:ilvl w:val="0"/>
          <w:numId w:val="5"/>
        </w:numPr>
        <w:spacing w:before="9"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Płeć</w:t>
      </w:r>
    </w:p>
    <w:p w14:paraId="63CC392C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Mężczyźni: 47.69%</w:t>
      </w:r>
    </w:p>
    <w:p w14:paraId="2CBA2C98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Kobiety: 52.31%</w:t>
      </w:r>
    </w:p>
    <w:p w14:paraId="7D4D945D" w14:textId="77777777" w:rsidR="00BB466F" w:rsidRPr="001E52A6" w:rsidRDefault="004C3BB7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Wiek</w:t>
      </w:r>
    </w:p>
    <w:p w14:paraId="2441A920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18–24: Łącznie 8.15%; Mężczyźni 8.74%; Kobiety 7.62%</w:t>
      </w:r>
    </w:p>
    <w:p w14:paraId="0601F557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25–34: Total 15.10%; Mężczyźni 16.19%; Kobiety 14.11%</w:t>
      </w:r>
    </w:p>
    <w:p w14:paraId="142DAD60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35–44: Total 19.57%; Mężczyźni 20.86%; Kobiety 18.39%</w:t>
      </w:r>
    </w:p>
    <w:p w14:paraId="3760FA24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45–54: Total 17.35%; Mężczyźni 18.18%; Kobiety 16.58%</w:t>
      </w:r>
    </w:p>
    <w:p w14:paraId="1E690EBF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55–64: Total 14.80%; Mężczyźni 14.89%; Kobiety 14.73%</w:t>
      </w:r>
    </w:p>
    <w:p w14:paraId="3F677CCB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65+: Total 25.03%; Mężczyźni 21.15%; Kobiety 28.57% </w:t>
      </w:r>
    </w:p>
    <w:p w14:paraId="002B558F" w14:textId="77777777" w:rsidR="00BB466F" w:rsidRPr="001E52A6" w:rsidRDefault="004C3BB7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Region</w:t>
      </w:r>
    </w:p>
    <w:p w14:paraId="197E1250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Dolnośląskie: 7.66%</w:t>
      </w:r>
    </w:p>
    <w:p w14:paraId="149145DB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Kujawsko-pomorskie: 5.27%</w:t>
      </w:r>
    </w:p>
    <w:p w14:paraId="2431ACA5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Lubelskie: 5.28%</w:t>
      </w:r>
    </w:p>
    <w:p w14:paraId="20B909EB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Lubuskie: 2.59%</w:t>
      </w:r>
    </w:p>
    <w:p w14:paraId="75BE4F77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Łódzkie: 6.35%</w:t>
      </w:r>
    </w:p>
    <w:p w14:paraId="20FB72EE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Małopolskie: 9.06%</w:t>
      </w:r>
    </w:p>
    <w:p w14:paraId="6974E11C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Mazowieckie: 14.96%</w:t>
      </w:r>
    </w:p>
    <w:p w14:paraId="43ECE868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Opolskie: 2.43%</w:t>
      </w:r>
    </w:p>
    <w:p w14:paraId="729CB392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Podkarpackie: 5.34%</w:t>
      </w:r>
    </w:p>
    <w:p w14:paraId="00A1E76C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Podlaskie: 2.95%</w:t>
      </w:r>
    </w:p>
    <w:p w14:paraId="5E37C59E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Pomorskie: 6.27%</w:t>
      </w:r>
    </w:p>
    <w:p w14:paraId="1CA51EC3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Śląskie: 11.52%</w:t>
      </w:r>
    </w:p>
    <w:p w14:paraId="0599CE0C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Świętokrzyskie: 3.07%</w:t>
      </w:r>
    </w:p>
    <w:p w14:paraId="78826677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Warmińsko-mazurskie: 3.54%</w:t>
      </w:r>
    </w:p>
    <w:p w14:paraId="3DA1E7B4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Wielkopolskie: 9.39%</w:t>
      </w:r>
    </w:p>
    <w:p w14:paraId="0742C3A1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Zachodniopomorskie: 4.31%</w:t>
      </w:r>
    </w:p>
    <w:p w14:paraId="2757A5CC" w14:textId="77777777" w:rsidR="00BB466F" w:rsidRPr="001E52A6" w:rsidRDefault="004C3BB7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Poziom wykształcenia</w:t>
      </w:r>
    </w:p>
    <w:p w14:paraId="68804053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Podstawowe i średnie I stopnia (ISCED 2011, 0-2): 8.9%</w:t>
      </w:r>
    </w:p>
    <w:p w14:paraId="1B30995B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Szkoła średnia II stopnia (ISCED 2011, 3-4): 59.3%</w:t>
      </w:r>
    </w:p>
    <w:p w14:paraId="3277EC6F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Wyższe (ISCED 2011, 5-8): 31.8%</w:t>
      </w:r>
    </w:p>
    <w:p w14:paraId="3DB636E4" w14:textId="77777777" w:rsidR="00BB466F" w:rsidRPr="001E52A6" w:rsidRDefault="004C3BB7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Miejscowość zamieszkania</w:t>
      </w:r>
    </w:p>
    <w:p w14:paraId="12649722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Miasta: 36.2%</w:t>
      </w:r>
    </w:p>
    <w:p w14:paraId="38069FB6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Miasta i obszary podmiejskie: 27.7%</w:t>
      </w:r>
    </w:p>
    <w:p w14:paraId="7129D0F9" w14:textId="77777777" w:rsidR="00BB466F" w:rsidRPr="001E52A6" w:rsidRDefault="004C3BB7">
      <w:pPr>
        <w:widowControl w:val="0"/>
        <w:numPr>
          <w:ilvl w:val="1"/>
          <w:numId w:val="5"/>
        </w:numPr>
        <w:spacing w:after="0"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Obszary wiejskie: 36.1%</w:t>
      </w:r>
    </w:p>
    <w:p w14:paraId="6C42C1B6" w14:textId="77777777" w:rsidR="00BB466F" w:rsidRPr="001E52A6" w:rsidRDefault="00BB466F">
      <w:pPr>
        <w:widowControl w:val="0"/>
        <w:spacing w:after="0" w:line="240" w:lineRule="auto"/>
        <w:ind w:left="1440"/>
        <w:jc w:val="both"/>
        <w:rPr>
          <w:rFonts w:ascii="Calibri" w:eastAsia="Calibri" w:hAnsi="Calibri" w:cs="Calibri"/>
          <w:sz w:val="22"/>
          <w:szCs w:val="22"/>
        </w:rPr>
      </w:pPr>
    </w:p>
    <w:p w14:paraId="580E5A7A" w14:textId="77777777" w:rsidR="00BB466F" w:rsidRPr="001E52A6" w:rsidRDefault="004C3BB7">
      <w:pPr>
        <w:numPr>
          <w:ilvl w:val="0"/>
          <w:numId w:val="10"/>
        </w:numPr>
        <w:tabs>
          <w:tab w:val="left" w:pos="8220"/>
        </w:tabs>
        <w:spacing w:after="24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b/>
          <w:sz w:val="22"/>
          <w:szCs w:val="22"/>
        </w:rPr>
        <w:t>Przewidywany harmonogram</w:t>
      </w:r>
    </w:p>
    <w:p w14:paraId="39B1E1CC" w14:textId="77777777" w:rsidR="00BB466F" w:rsidRPr="001E52A6" w:rsidRDefault="004C3BB7">
      <w:pPr>
        <w:tabs>
          <w:tab w:val="left" w:pos="8220"/>
        </w:tabs>
        <w:spacing w:before="240" w:after="24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Opis zadań oraz przewidywany termin ich realizacji zamieszczone są w tabeli poniżej. Ostateczny harmonogram zostanie dołączony do umowy.</w:t>
      </w:r>
    </w:p>
    <w:tbl>
      <w:tblPr>
        <w:tblStyle w:val="affff2"/>
        <w:tblW w:w="90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26"/>
        <w:gridCol w:w="5541"/>
        <w:gridCol w:w="2302"/>
      </w:tblGrid>
      <w:tr w:rsidR="00BB466F" w:rsidRPr="001E52A6" w14:paraId="6EDB0032" w14:textId="77777777">
        <w:trPr>
          <w:trHeight w:val="480"/>
        </w:trPr>
        <w:tc>
          <w:tcPr>
            <w:tcW w:w="12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02307" w14:textId="77777777" w:rsidR="00BB466F" w:rsidRPr="001E52A6" w:rsidRDefault="004C3BB7">
            <w:pPr>
              <w:tabs>
                <w:tab w:val="left" w:pos="8220"/>
              </w:tabs>
              <w:spacing w:before="240" w:after="24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Zadanie</w:t>
            </w:r>
          </w:p>
        </w:tc>
        <w:tc>
          <w:tcPr>
            <w:tcW w:w="554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CAE2A" w14:textId="77777777" w:rsidR="00BB466F" w:rsidRPr="001E52A6" w:rsidRDefault="004C3BB7">
            <w:pPr>
              <w:tabs>
                <w:tab w:val="left" w:pos="8220"/>
              </w:tabs>
              <w:spacing w:before="240" w:after="24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b/>
                <w:sz w:val="22"/>
                <w:szCs w:val="22"/>
              </w:rPr>
              <w:t>Opis</w:t>
            </w:r>
          </w:p>
        </w:tc>
        <w:tc>
          <w:tcPr>
            <w:tcW w:w="230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26D62" w14:textId="77777777" w:rsidR="00BB466F" w:rsidRPr="001E52A6" w:rsidRDefault="004C3BB7">
            <w:pPr>
              <w:tabs>
                <w:tab w:val="left" w:pos="8220"/>
              </w:tabs>
              <w:spacing w:before="240" w:after="240"/>
              <w:jc w:val="both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b/>
                <w:sz w:val="22"/>
                <w:szCs w:val="22"/>
              </w:rPr>
              <w:t>Termin realizacji</w:t>
            </w:r>
          </w:p>
        </w:tc>
      </w:tr>
      <w:tr w:rsidR="00BB466F" w:rsidRPr="001E52A6" w14:paraId="03DCD637" w14:textId="77777777">
        <w:trPr>
          <w:trHeight w:val="1192"/>
        </w:trPr>
        <w:tc>
          <w:tcPr>
            <w:tcW w:w="122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75D3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554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BFCA4" w14:textId="77777777" w:rsidR="00BB466F" w:rsidRPr="001E52A6" w:rsidRDefault="004C3BB7">
            <w:pPr>
              <w:tabs>
                <w:tab w:val="left" w:pos="8220"/>
              </w:tabs>
              <w:spacing w:after="0"/>
              <w:ind w:right="6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Konfiguracja ankiety. Link testowy do ankiety należy dostarczyć zespołowi projektowemu Uniwersytetu SWPS nie później niż siedem dni przed rozpoczęciem ankiety w terenie.</w:t>
            </w:r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7E303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przed rozpoczęciem realizacji badania, do ustalenia</w:t>
            </w:r>
          </w:p>
        </w:tc>
      </w:tr>
      <w:tr w:rsidR="00BB466F" w:rsidRPr="001E52A6" w14:paraId="33BE9C3E" w14:textId="77777777">
        <w:trPr>
          <w:trHeight w:val="1020"/>
        </w:trPr>
        <w:tc>
          <w:tcPr>
            <w:tcW w:w="122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2B3A7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lastRenderedPageBreak/>
              <w:t>2</w:t>
            </w:r>
          </w:p>
        </w:tc>
        <w:tc>
          <w:tcPr>
            <w:tcW w:w="554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2E5EF" w14:textId="77777777" w:rsidR="00BB466F" w:rsidRPr="001E52A6" w:rsidRDefault="004C3BB7">
            <w:pPr>
              <w:tabs>
                <w:tab w:val="left" w:pos="8220"/>
              </w:tabs>
              <w:spacing w:after="0"/>
              <w:ind w:right="6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Testowanie ankiety przez zespół projektowy Uniwersytetu SWPS. Korekty, które należy wprowadzić przed rozpoczęciem pomiarów w terenie.</w:t>
            </w:r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BDA9E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przed rozpoczęciem realizacji badania, do ustalenia</w:t>
            </w:r>
          </w:p>
        </w:tc>
      </w:tr>
      <w:tr w:rsidR="00BB466F" w:rsidRPr="001E52A6" w14:paraId="148B80C6" w14:textId="77777777">
        <w:trPr>
          <w:trHeight w:val="947"/>
        </w:trPr>
        <w:tc>
          <w:tcPr>
            <w:tcW w:w="122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BCE2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554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6F314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Prowadzenie badań ankietowych w terenie, w tym bieżące informowanie o postępach (zwróconych ankietach, osiągniętych kwot).</w:t>
            </w:r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84352" w14:textId="623BB571" w:rsidR="00BB466F" w:rsidRPr="001E52A6" w:rsidRDefault="001E52A6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Zakończenie nie wcześniej niż 12.05.2025 i nie później niż 16.05.2025</w:t>
            </w:r>
          </w:p>
        </w:tc>
      </w:tr>
      <w:tr w:rsidR="00BB466F" w:rsidRPr="001E52A6" w14:paraId="60AF2F65" w14:textId="77777777">
        <w:trPr>
          <w:trHeight w:val="935"/>
        </w:trPr>
        <w:tc>
          <w:tcPr>
            <w:tcW w:w="122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7F98E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554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9D51" w14:textId="77777777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>Dostarczenie zbioru danych (formaty .</w:t>
            </w:r>
            <w:proofErr w:type="spellStart"/>
            <w:r w:rsidRPr="001E52A6">
              <w:rPr>
                <w:rFonts w:ascii="Calibri" w:eastAsia="Calibri" w:hAnsi="Calibri" w:cs="Calibri"/>
                <w:sz w:val="22"/>
                <w:szCs w:val="22"/>
              </w:rPr>
              <w:t>csv</w:t>
            </w:r>
            <w:proofErr w:type="spellEnd"/>
            <w:r w:rsidRPr="001E52A6">
              <w:rPr>
                <w:rFonts w:ascii="Calibri" w:eastAsia="Calibri" w:hAnsi="Calibri" w:cs="Calibri"/>
                <w:sz w:val="22"/>
                <w:szCs w:val="22"/>
              </w:rPr>
              <w:t xml:space="preserve"> i .</w:t>
            </w:r>
            <w:proofErr w:type="spellStart"/>
            <w:r w:rsidRPr="001E52A6">
              <w:rPr>
                <w:rFonts w:ascii="Calibri" w:eastAsia="Calibri" w:hAnsi="Calibri" w:cs="Calibri"/>
                <w:sz w:val="22"/>
                <w:szCs w:val="22"/>
              </w:rPr>
              <w:t>sav</w:t>
            </w:r>
            <w:proofErr w:type="spellEnd"/>
            <w:r w:rsidRPr="001E52A6"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gramStart"/>
            <w:r w:rsidRPr="001E52A6">
              <w:rPr>
                <w:rFonts w:ascii="Calibri" w:eastAsia="Calibri" w:hAnsi="Calibri" w:cs="Calibri"/>
                <w:sz w:val="22"/>
                <w:szCs w:val="22"/>
              </w:rPr>
              <w:t>lub .</w:t>
            </w:r>
            <w:proofErr w:type="spellStart"/>
            <w:r w:rsidRPr="001E52A6">
              <w:rPr>
                <w:rFonts w:ascii="Calibri" w:eastAsia="Calibri" w:hAnsi="Calibri" w:cs="Calibri"/>
                <w:sz w:val="22"/>
                <w:szCs w:val="22"/>
              </w:rPr>
              <w:t>dta</w:t>
            </w:r>
            <w:proofErr w:type="spellEnd"/>
            <w:proofErr w:type="gramEnd"/>
            <w:r w:rsidRPr="001E52A6">
              <w:rPr>
                <w:rFonts w:ascii="Calibri" w:eastAsia="Calibri" w:hAnsi="Calibri" w:cs="Calibri"/>
                <w:sz w:val="22"/>
                <w:szCs w:val="22"/>
              </w:rPr>
              <w:t xml:space="preserve">) z wagami </w:t>
            </w:r>
            <w:proofErr w:type="spellStart"/>
            <w:r w:rsidRPr="001E52A6">
              <w:rPr>
                <w:rFonts w:ascii="Calibri" w:eastAsia="Calibri" w:hAnsi="Calibri" w:cs="Calibri"/>
                <w:sz w:val="22"/>
                <w:szCs w:val="22"/>
              </w:rPr>
              <w:t>poststratyfikacyjnymi</w:t>
            </w:r>
            <w:proofErr w:type="spellEnd"/>
            <w:r w:rsidRPr="001E52A6">
              <w:rPr>
                <w:rFonts w:ascii="Calibri" w:eastAsia="Calibri" w:hAnsi="Calibri" w:cs="Calibri"/>
                <w:sz w:val="22"/>
                <w:szCs w:val="22"/>
              </w:rPr>
              <w:t xml:space="preserve"> i wagami populacji oraz książką kodu.</w:t>
            </w:r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9195F" w14:textId="041221A1" w:rsidR="00BB466F" w:rsidRPr="001E52A6" w:rsidRDefault="004C3BB7">
            <w:pPr>
              <w:tabs>
                <w:tab w:val="left" w:pos="8220"/>
              </w:tabs>
              <w:spacing w:after="0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1E52A6">
              <w:rPr>
                <w:rFonts w:ascii="Calibri" w:eastAsia="Calibri" w:hAnsi="Calibri" w:cs="Calibri"/>
                <w:sz w:val="22"/>
                <w:szCs w:val="22"/>
              </w:rPr>
              <w:t xml:space="preserve">do </w:t>
            </w:r>
            <w:r w:rsidR="001E52A6">
              <w:rPr>
                <w:rFonts w:ascii="Calibri" w:eastAsia="Calibri" w:hAnsi="Calibri" w:cs="Calibri"/>
                <w:sz w:val="22"/>
                <w:szCs w:val="22"/>
              </w:rPr>
              <w:t>23.05.2025</w:t>
            </w:r>
          </w:p>
        </w:tc>
      </w:tr>
    </w:tbl>
    <w:p w14:paraId="3BBA2662" w14:textId="77777777" w:rsidR="00BB466F" w:rsidRPr="001E52A6" w:rsidRDefault="00BB466F">
      <w:pPr>
        <w:tabs>
          <w:tab w:val="left" w:pos="8220"/>
        </w:tabs>
        <w:spacing w:before="300" w:after="240"/>
        <w:jc w:val="both"/>
        <w:rPr>
          <w:rFonts w:ascii="Calibri" w:eastAsia="Calibri" w:hAnsi="Calibri" w:cs="Calibri"/>
          <w:b/>
          <w:sz w:val="22"/>
          <w:szCs w:val="22"/>
        </w:rPr>
      </w:pPr>
    </w:p>
    <w:p w14:paraId="6F5F5EA2" w14:textId="77777777" w:rsidR="00BB466F" w:rsidRPr="001E52A6" w:rsidRDefault="004C3BB7">
      <w:pPr>
        <w:numPr>
          <w:ilvl w:val="0"/>
          <w:numId w:val="6"/>
        </w:numPr>
        <w:tabs>
          <w:tab w:val="left" w:pos="8220"/>
        </w:tabs>
        <w:spacing w:before="300" w:after="24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b/>
          <w:sz w:val="22"/>
          <w:szCs w:val="22"/>
        </w:rPr>
        <w:t>Usługi i kryteria jakościowe, które należy uwzględnić w ofercie:</w:t>
      </w:r>
    </w:p>
    <w:p w14:paraId="38BE4F4F" w14:textId="77777777" w:rsidR="00BB466F" w:rsidRPr="001E52A6" w:rsidRDefault="004C3BB7">
      <w:pPr>
        <w:tabs>
          <w:tab w:val="left" w:pos="8220"/>
        </w:tabs>
        <w:spacing w:before="300" w:after="24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 ofercie muszą zostać uwzględnione następujące usługi i kryteria jakości:</w:t>
      </w:r>
    </w:p>
    <w:p w14:paraId="77F55719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before="300"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Dostarczenie dokładnego planu doboru próby do badania.</w:t>
      </w:r>
    </w:p>
    <w:p w14:paraId="1A1B4C46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 razie potrzeby, konsultacje w zakresie projektowania kwestionariusza.</w:t>
      </w:r>
    </w:p>
    <w:p w14:paraId="2449EC61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proofErr w:type="spellStart"/>
      <w:r w:rsidRPr="001E52A6">
        <w:rPr>
          <w:rFonts w:ascii="Calibri" w:eastAsia="Calibri" w:hAnsi="Calibri" w:cs="Calibri"/>
          <w:sz w:val="22"/>
          <w:szCs w:val="22"/>
        </w:rPr>
        <w:t>Skryptowanie</w:t>
      </w:r>
      <w:proofErr w:type="spellEnd"/>
      <w:r w:rsidRPr="001E52A6">
        <w:rPr>
          <w:rFonts w:ascii="Calibri" w:eastAsia="Calibri" w:hAnsi="Calibri" w:cs="Calibri"/>
          <w:sz w:val="22"/>
          <w:szCs w:val="22"/>
        </w:rPr>
        <w:t xml:space="preserve"> kwestionariusza oraz hosting ankiety.</w:t>
      </w:r>
    </w:p>
    <w:p w14:paraId="42FDFBA3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Dostarczenie wnioskowanej liczby linków testowych wielokrotnego użytku do ankiety </w:t>
      </w:r>
      <w:proofErr w:type="gramStart"/>
      <w:r w:rsidRPr="001E52A6">
        <w:rPr>
          <w:rFonts w:ascii="Calibri" w:eastAsia="Calibri" w:hAnsi="Calibri" w:cs="Calibri"/>
          <w:sz w:val="22"/>
          <w:szCs w:val="22"/>
        </w:rPr>
        <w:t>CAWI  przed</w:t>
      </w:r>
      <w:proofErr w:type="gramEnd"/>
      <w:r w:rsidRPr="001E52A6">
        <w:rPr>
          <w:rFonts w:ascii="Calibri" w:eastAsia="Calibri" w:hAnsi="Calibri" w:cs="Calibri"/>
          <w:sz w:val="22"/>
          <w:szCs w:val="22"/>
        </w:rPr>
        <w:t xml:space="preserve"> rozpoczęciem badania w terenie, aby umożliwić techniczną i merytoryczną ocenę ankiety przez zespół projektowy Uniwersytetu SWPS i partnerów.</w:t>
      </w:r>
    </w:p>
    <w:p w14:paraId="24AB711C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proofErr w:type="gramStart"/>
      <w:r w:rsidRPr="001E52A6">
        <w:rPr>
          <w:rFonts w:ascii="Calibri" w:eastAsia="Calibri" w:hAnsi="Calibri" w:cs="Calibri"/>
          <w:sz w:val="22"/>
          <w:szCs w:val="22"/>
        </w:rPr>
        <w:t>Wprowadzenie  kontroli</w:t>
      </w:r>
      <w:proofErr w:type="gramEnd"/>
      <w:r w:rsidRPr="001E52A6">
        <w:rPr>
          <w:rFonts w:ascii="Calibri" w:eastAsia="Calibri" w:hAnsi="Calibri" w:cs="Calibri"/>
          <w:sz w:val="22"/>
          <w:szCs w:val="22"/>
        </w:rPr>
        <w:t xml:space="preserve"> uwagi podczas ankiety, aby zminimalizować mechaniczne udzielanie odpowiedzi przez respondentów.</w:t>
      </w:r>
    </w:p>
    <w:p w14:paraId="601F114B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Zapewnienie dokładnych statystyk dotyczących kontroli uwagi.</w:t>
      </w:r>
    </w:p>
    <w:p w14:paraId="22E74716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Zastosowanie środków zapewniających rzetelność respondentów (np. środków zapobiegających wielokrotnemu wypełnianiu ankiety przez tego samego respondenta, weryfikację tożsamości respondenta).</w:t>
      </w:r>
    </w:p>
    <w:p w14:paraId="1D9ECC7E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Wykluczenie respondentów, którzy wypełnią ankietę w mniej niż 10 minut.</w:t>
      </w:r>
    </w:p>
    <w:p w14:paraId="7017CBC5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Tworzenie precyzyjnych statystyk z realizacji badania, zawierających następujące informacje:</w:t>
      </w:r>
    </w:p>
    <w:p w14:paraId="5BF14824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Data i czas rozpoczęcia i zakończenia realizacji badania </w:t>
      </w:r>
    </w:p>
    <w:p w14:paraId="5269656B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Liczba zaproszonych </w:t>
      </w:r>
      <w:proofErr w:type="spellStart"/>
      <w:r w:rsidRPr="001E52A6">
        <w:rPr>
          <w:rFonts w:ascii="Calibri" w:eastAsia="Calibri" w:hAnsi="Calibri" w:cs="Calibri"/>
          <w:sz w:val="22"/>
          <w:szCs w:val="22"/>
        </w:rPr>
        <w:t>panelistów</w:t>
      </w:r>
      <w:proofErr w:type="spellEnd"/>
      <w:r w:rsidRPr="001E52A6">
        <w:rPr>
          <w:rFonts w:ascii="Calibri" w:eastAsia="Calibri" w:hAnsi="Calibri" w:cs="Calibri"/>
          <w:sz w:val="22"/>
          <w:szCs w:val="22"/>
        </w:rPr>
        <w:t xml:space="preserve"> tym informacje, czy </w:t>
      </w:r>
      <w:proofErr w:type="spellStart"/>
      <w:r w:rsidRPr="001E52A6">
        <w:rPr>
          <w:rFonts w:ascii="Calibri" w:eastAsia="Calibri" w:hAnsi="Calibri" w:cs="Calibri"/>
          <w:sz w:val="22"/>
          <w:szCs w:val="22"/>
        </w:rPr>
        <w:t>paneliści</w:t>
      </w:r>
      <w:proofErr w:type="spellEnd"/>
      <w:r w:rsidRPr="001E52A6">
        <w:rPr>
          <w:rFonts w:ascii="Calibri" w:eastAsia="Calibri" w:hAnsi="Calibri" w:cs="Calibri"/>
          <w:sz w:val="22"/>
          <w:szCs w:val="22"/>
        </w:rPr>
        <w:t xml:space="preserve"> otrzymali wielokrotne zaproszenia do udziału w badaniu.</w:t>
      </w:r>
    </w:p>
    <w:p w14:paraId="306499A1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Średni czas wypełniania ankiety (w sekundach) ogólnie </w:t>
      </w:r>
    </w:p>
    <w:p w14:paraId="1E669493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Liczba i powody niekompletnych ankiet (np. brak kwalifikowalności, mechaniczne odpowiadanie, przekroczenie czasu oczekiwania).</w:t>
      </w:r>
    </w:p>
    <w:p w14:paraId="605E9222" w14:textId="5CD5488A" w:rsidR="00BB466F" w:rsidRPr="001E52A6" w:rsidRDefault="00696E8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Informacja na temat panelu badawczego (firma, populacja [czy obejmuje osoby bez początkowego dostępu do Internetu i jak są one ankietowane], metoda rekrutacji członków, całkowity rozmiar panelu dostępu, metoda wyboru respondentów do ankiety z panelu).</w:t>
      </w:r>
    </w:p>
    <w:p w14:paraId="27190E2D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lastRenderedPageBreak/>
        <w:t>Porównanie zakończonych wywiadów z populacją (procent całkowitej liczby): szacunki populacji / nieważona dystrybucja / ważona dystrybucja według wszystkich kategorii zmiennych kwotowych.</w:t>
      </w:r>
    </w:p>
    <w:p w14:paraId="07419670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Uwzględnienie w ostatecznym zbiorze danych następujących zmiennych:</w:t>
      </w:r>
    </w:p>
    <w:p w14:paraId="7A35021A" w14:textId="77777777" w:rsidR="00BB466F" w:rsidRPr="001E52A6" w:rsidRDefault="004C3BB7">
      <w:pPr>
        <w:numPr>
          <w:ilvl w:val="2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  <w:highlight w:val="white"/>
        </w:rPr>
        <w:t>Data i czas rozpoczęcia i zakończenia ankiety przez każdego respondenta.</w:t>
      </w:r>
    </w:p>
    <w:p w14:paraId="5E9EA138" w14:textId="77777777" w:rsidR="00BB466F" w:rsidRPr="001E52A6" w:rsidRDefault="004C3BB7">
      <w:pPr>
        <w:numPr>
          <w:ilvl w:val="2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  <w:highlight w:val="white"/>
        </w:rPr>
        <w:t>Zmienna określająca czas wypełnienia ankiety (w sekundach) dla każdego respondenta.</w:t>
      </w:r>
    </w:p>
    <w:p w14:paraId="069BD244" w14:textId="77777777" w:rsidR="00BB466F" w:rsidRPr="001E52A6" w:rsidRDefault="00BB466F" w:rsidP="00696E87">
      <w:p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</w:p>
    <w:p w14:paraId="22DE23EA" w14:textId="77777777" w:rsidR="00BB466F" w:rsidRPr="001E52A6" w:rsidRDefault="004C3BB7">
      <w:pPr>
        <w:numPr>
          <w:ilvl w:val="0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Po zakończeniu realizacji badania, dostarczenie </w:t>
      </w:r>
    </w:p>
    <w:p w14:paraId="3F149E1A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ostatecznego zanonimizowanego zbioru danych z wagą post-stratyfikacyjną i wagami populacyjnymi,</w:t>
      </w:r>
    </w:p>
    <w:p w14:paraId="150219F9" w14:textId="77777777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książki kodowej</w:t>
      </w:r>
    </w:p>
    <w:p w14:paraId="0CAB26B9" w14:textId="3B7AE1CC" w:rsidR="00BB466F" w:rsidRPr="001E52A6" w:rsidRDefault="004C3BB7">
      <w:pPr>
        <w:numPr>
          <w:ilvl w:val="1"/>
          <w:numId w:val="8"/>
        </w:numPr>
        <w:tabs>
          <w:tab w:val="left" w:pos="8220"/>
        </w:tabs>
        <w:spacing w:after="240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>raportu z realizacji badania, zanonimizowanego i niezawierającego informacji bezpośrednio identyfikujących o respondentach (np. adresu domowego, numeru telefonu, adresu e-mail).</w:t>
      </w:r>
    </w:p>
    <w:p w14:paraId="1CF942B4" w14:textId="77777777" w:rsidR="00BB466F" w:rsidRPr="001E52A6" w:rsidRDefault="004C3BB7">
      <w:p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Wykonawca zrealizuje badania zgodnie ze wskazanymi powyżej wymogami i zgodnie z najwyższymi standardami oraz przedstawi ich wyniki w postaci ustrukturyzowanego zbioru danych zgodnego z zapisami wskazanymi w Zał. nr 2 do zamówienia. </w:t>
      </w:r>
    </w:p>
    <w:p w14:paraId="2180AF69" w14:textId="485A71D4" w:rsidR="00BB466F" w:rsidRPr="001E52A6" w:rsidRDefault="004C3BB7">
      <w:pPr>
        <w:tabs>
          <w:tab w:val="left" w:pos="8220"/>
        </w:tabs>
        <w:spacing w:line="240" w:lineRule="auto"/>
        <w:jc w:val="both"/>
        <w:rPr>
          <w:rFonts w:ascii="Calibri" w:eastAsia="Calibri" w:hAnsi="Calibri" w:cs="Calibri"/>
          <w:sz w:val="22"/>
          <w:szCs w:val="22"/>
        </w:rPr>
      </w:pPr>
      <w:r w:rsidRPr="001E52A6">
        <w:rPr>
          <w:rFonts w:ascii="Calibri" w:eastAsia="Calibri" w:hAnsi="Calibri" w:cs="Calibri"/>
          <w:sz w:val="22"/>
          <w:szCs w:val="22"/>
        </w:rPr>
        <w:t xml:space="preserve">Wykonawca dostarczy wymagane materiały do </w:t>
      </w:r>
      <w:r w:rsidR="001E52A6" w:rsidRPr="001E52A6">
        <w:rPr>
          <w:rFonts w:ascii="Calibri" w:eastAsia="Calibri" w:hAnsi="Calibri" w:cs="Calibri"/>
          <w:sz w:val="22"/>
          <w:szCs w:val="22"/>
        </w:rPr>
        <w:t>23.05.2025.</w:t>
      </w:r>
    </w:p>
    <w:sectPr w:rsidR="00BB466F" w:rsidRPr="001E52A6">
      <w:headerReference w:type="default" r:id="rId8"/>
      <w:footerReference w:type="default" r:id="rId9"/>
      <w:headerReference w:type="first" r:id="rId10"/>
      <w:pgSz w:w="11906" w:h="16838"/>
      <w:pgMar w:top="1157" w:right="1418" w:bottom="1418" w:left="1418" w:header="425" w:footer="13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11D888" w14:textId="77777777" w:rsidR="00DB0857" w:rsidRDefault="00DB0857">
      <w:pPr>
        <w:spacing w:after="0" w:line="240" w:lineRule="auto"/>
      </w:pPr>
      <w:r>
        <w:separator/>
      </w:r>
    </w:p>
  </w:endnote>
  <w:endnote w:type="continuationSeparator" w:id="0">
    <w:p w14:paraId="39877110" w14:textId="77777777" w:rsidR="00DB0857" w:rsidRDefault="00DB08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1" w:fontKey="{D3DC6E0E-1AEF-A744-86B2-DB7C147D9D6A}"/>
    <w:embedBold r:id="rId2" w:fontKey="{A9338553-1929-EF4A-A660-2B546A3F6DD9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  <w:embedRegular r:id="rId3" w:fontKey="{B27D7A66-D389-7A4D-8FA3-5697F7F7D8FE}"/>
    <w:embedBold r:id="rId4" w:fontKey="{6D387CD2-F8E2-6D4A-8B7C-11E9CAEDCABA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6" w:fontKey="{38D63D7F-B5D7-9741-B0DA-8A2D29CA0D3E}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7" w:fontKey="{2C60DFF2-BE0E-BF49-9327-774726DDD42B}"/>
    <w:embedBold r:id="rId8" w:fontKey="{C47C7A7D-8DEE-104A-8F90-B6E8CED3931F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9" w:fontKey="{9F3DF3D8-4947-CB44-A163-D6321C15B67C}"/>
    <w:embedBold r:id="rId10" w:fontKey="{5235006A-5A64-344F-AF9F-7760A44C0020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1" w:fontKey="{7697A963-0271-534F-B9C4-57400B60A85D}"/>
    <w:embedBold r:id="rId12" w:fontKey="{8BC38171-EF8A-4F44-B27D-DB5948775FC1}"/>
    <w:embedItalic r:id="rId13" w:fontKey="{5A578CF7-CD4E-554C-B40D-B979B3D866CD}"/>
    <w:embedBoldItalic r:id="rId14" w:fontKey="{1E8308DC-5F09-0B4B-82F6-079BF6B6DCF5}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Regular r:id="rId15" w:fontKey="{6212E195-2801-0543-8AB5-E07EA50E161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7A16E" w14:textId="77777777" w:rsidR="00BB466F" w:rsidRDefault="00BB466F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  <w:p w14:paraId="7698BA85" w14:textId="77777777" w:rsidR="00BB466F" w:rsidRDefault="00BB466F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A0B4BD" w14:textId="77777777" w:rsidR="00DB0857" w:rsidRDefault="00DB0857">
      <w:pPr>
        <w:spacing w:after="0" w:line="240" w:lineRule="auto"/>
      </w:pPr>
      <w:r>
        <w:separator/>
      </w:r>
    </w:p>
  </w:footnote>
  <w:footnote w:type="continuationSeparator" w:id="0">
    <w:p w14:paraId="0DF146C0" w14:textId="77777777" w:rsidR="00DB0857" w:rsidRDefault="00DB08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7A1897" w14:textId="77777777" w:rsidR="00BB466F" w:rsidRDefault="00BB466F">
    <w:pPr>
      <w:tabs>
        <w:tab w:val="center" w:pos="4536"/>
        <w:tab w:val="right" w:pos="9072"/>
      </w:tabs>
      <w:spacing w:after="0" w:line="240" w:lineRule="auto"/>
      <w:jc w:val="right"/>
      <w:rPr>
        <w:rFonts w:ascii="Calibri" w:eastAsia="Calibri" w:hAnsi="Calibri" w:cs="Calibri"/>
        <w:b/>
        <w:sz w:val="22"/>
        <w:szCs w:val="22"/>
      </w:rPr>
    </w:pPr>
  </w:p>
  <w:p w14:paraId="2E0E419B" w14:textId="77777777" w:rsidR="00BB466F" w:rsidRDefault="00BB466F">
    <w:pPr>
      <w:tabs>
        <w:tab w:val="center" w:pos="4536"/>
        <w:tab w:val="right" w:pos="9072"/>
      </w:tabs>
      <w:spacing w:after="0" w:line="240" w:lineRule="auto"/>
    </w:pPr>
  </w:p>
  <w:p w14:paraId="73F7AE99" w14:textId="77777777" w:rsidR="00BB466F" w:rsidRDefault="00BB466F">
    <w:pPr>
      <w:tabs>
        <w:tab w:val="center" w:pos="4536"/>
        <w:tab w:val="right" w:pos="9072"/>
      </w:tabs>
      <w:spacing w:after="0" w:line="240" w:lineRule="aut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86441" w14:textId="77777777" w:rsidR="00BB466F" w:rsidRDefault="004C3BB7">
    <w:pPr>
      <w:widowControl w:val="0"/>
      <w:tabs>
        <w:tab w:val="center" w:pos="4536"/>
        <w:tab w:val="right" w:pos="9072"/>
      </w:tabs>
      <w:spacing w:after="120" w:line="240" w:lineRule="auto"/>
      <w:ind w:left="11" w:right="74"/>
      <w:jc w:val="right"/>
      <w:rPr>
        <w:rFonts w:ascii="Calibri" w:eastAsia="Calibri" w:hAnsi="Calibri" w:cs="Calibri"/>
        <w:sz w:val="22"/>
        <w:szCs w:val="22"/>
      </w:rPr>
    </w:pPr>
    <w:r>
      <w:rPr>
        <w:rFonts w:ascii="Calibri" w:eastAsia="Calibri" w:hAnsi="Calibri" w:cs="Calibri"/>
        <w:sz w:val="22"/>
        <w:szCs w:val="22"/>
      </w:rPr>
      <w:t xml:space="preserve">Załącznik nr 3 </w:t>
    </w:r>
    <w:r>
      <w:rPr>
        <w:noProof/>
      </w:rPr>
      <w:drawing>
        <wp:anchor distT="0" distB="0" distL="0" distR="0" simplePos="0" relativeHeight="251658240" behindDoc="0" locked="0" layoutInCell="1" hidden="0" allowOverlap="1" wp14:anchorId="792FE022" wp14:editId="3CB678DB">
          <wp:simplePos x="0" y="0"/>
          <wp:positionH relativeFrom="column">
            <wp:posOffset>-781048</wp:posOffset>
          </wp:positionH>
          <wp:positionV relativeFrom="paragraph">
            <wp:posOffset>-152398</wp:posOffset>
          </wp:positionV>
          <wp:extent cx="1333500" cy="600075"/>
          <wp:effectExtent l="0" t="0" r="0" b="0"/>
          <wp:wrapNone/>
          <wp:docPr id="18" name="image1.jpg" descr="https://lh7-us.googleusercontent.com/PieRBafOwgDc5mmckn8MMqrsCA5N3xmSic4843SbQaRR1g1kyCS7VyGVchraE9Mgt3zMMxtKqFh0Yo4Z1bsw5869yoyxrOSPLwOmwlL9fgVxXmRrv9UPKx5pPG-akiufOha-3tp_8Cr8h_W_mP5P4w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https://lh7-us.googleusercontent.com/PieRBafOwgDc5mmckn8MMqrsCA5N3xmSic4843SbQaRR1g1kyCS7VyGVchraE9Mgt3zMMxtKqFh0Yo4Z1bsw5869yoyxrOSPLwOmwlL9fgVxXmRrv9UPKx5pPG-akiufOha-3tp_8Cr8h_W_mP5P4w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33500" cy="6000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A3AFFE9" w14:textId="77777777" w:rsidR="00BB466F" w:rsidRDefault="004C3BB7">
    <w:pPr>
      <w:widowControl w:val="0"/>
      <w:tabs>
        <w:tab w:val="center" w:pos="4536"/>
        <w:tab w:val="right" w:pos="9072"/>
      </w:tabs>
      <w:spacing w:after="120" w:line="240" w:lineRule="auto"/>
      <w:ind w:left="11" w:right="74"/>
      <w:jc w:val="right"/>
      <w:rPr>
        <w:rFonts w:ascii="Calibri" w:eastAsia="Calibri" w:hAnsi="Calibri" w:cs="Calibri"/>
        <w:sz w:val="22"/>
        <w:szCs w:val="22"/>
      </w:rPr>
    </w:pPr>
    <w:r>
      <w:rPr>
        <w:rFonts w:ascii="Calibri" w:eastAsia="Calibri" w:hAnsi="Calibri" w:cs="Calibri"/>
        <w:sz w:val="22"/>
        <w:szCs w:val="22"/>
      </w:rPr>
      <w:t>do Umowy 2/ DBN/03/2025</w:t>
    </w:r>
  </w:p>
  <w:p w14:paraId="04784F83" w14:textId="77777777" w:rsidR="00BB466F" w:rsidRDefault="00BB466F">
    <w:pPr>
      <w:tabs>
        <w:tab w:val="center" w:pos="4536"/>
        <w:tab w:val="right" w:pos="9072"/>
      </w:tabs>
      <w:spacing w:after="0" w:line="240" w:lineRule="auto"/>
      <w:jc w:val="right"/>
      <w:rPr>
        <w:rFonts w:ascii="Calibri" w:eastAsia="Calibri" w:hAnsi="Calibri" w:cs="Calibri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86D30"/>
    <w:multiLevelType w:val="multilevel"/>
    <w:tmpl w:val="58205A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B9417B"/>
    <w:multiLevelType w:val="multilevel"/>
    <w:tmpl w:val="95FEE0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835390"/>
    <w:multiLevelType w:val="multilevel"/>
    <w:tmpl w:val="03B6DB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B6F4AF0"/>
    <w:multiLevelType w:val="multilevel"/>
    <w:tmpl w:val="15EA1A3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CB24168"/>
    <w:multiLevelType w:val="multilevel"/>
    <w:tmpl w:val="D2023A00"/>
    <w:lvl w:ilvl="0">
      <w:start w:val="4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7B2AA2"/>
    <w:multiLevelType w:val="multilevel"/>
    <w:tmpl w:val="7144D1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3F67108"/>
    <w:multiLevelType w:val="multilevel"/>
    <w:tmpl w:val="21E6D08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0B16911"/>
    <w:multiLevelType w:val="multilevel"/>
    <w:tmpl w:val="1CDA47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2B4100D"/>
    <w:multiLevelType w:val="multilevel"/>
    <w:tmpl w:val="002273B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9F71E2C"/>
    <w:multiLevelType w:val="multilevel"/>
    <w:tmpl w:val="6E784E4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AE71220"/>
    <w:multiLevelType w:val="multilevel"/>
    <w:tmpl w:val="FDECF70A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704013485">
    <w:abstractNumId w:val="9"/>
  </w:num>
  <w:num w:numId="2" w16cid:durableId="1086535132">
    <w:abstractNumId w:val="7"/>
  </w:num>
  <w:num w:numId="3" w16cid:durableId="1248730475">
    <w:abstractNumId w:val="3"/>
  </w:num>
  <w:num w:numId="4" w16cid:durableId="1662998429">
    <w:abstractNumId w:val="6"/>
  </w:num>
  <w:num w:numId="5" w16cid:durableId="2058704859">
    <w:abstractNumId w:val="5"/>
  </w:num>
  <w:num w:numId="6" w16cid:durableId="506093578">
    <w:abstractNumId w:val="4"/>
  </w:num>
  <w:num w:numId="7" w16cid:durableId="59521197">
    <w:abstractNumId w:val="1"/>
  </w:num>
  <w:num w:numId="8" w16cid:durableId="483670741">
    <w:abstractNumId w:val="0"/>
  </w:num>
  <w:num w:numId="9" w16cid:durableId="1399396212">
    <w:abstractNumId w:val="8"/>
  </w:num>
  <w:num w:numId="10" w16cid:durableId="1308899360">
    <w:abstractNumId w:val="10"/>
  </w:num>
  <w:num w:numId="11" w16cid:durableId="104938306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en Stanley">
    <w15:presenceInfo w15:providerId="Windows Live" w15:userId="a17198402de9b7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66F"/>
    <w:rsid w:val="00005951"/>
    <w:rsid w:val="000B1859"/>
    <w:rsid w:val="001E52A6"/>
    <w:rsid w:val="004C3BB7"/>
    <w:rsid w:val="00696E87"/>
    <w:rsid w:val="009C56A6"/>
    <w:rsid w:val="009C704D"/>
    <w:rsid w:val="00A15260"/>
    <w:rsid w:val="00B32CDB"/>
    <w:rsid w:val="00BB466F"/>
    <w:rsid w:val="00CB06EB"/>
    <w:rsid w:val="00DB0857"/>
    <w:rsid w:val="00FE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891CD"/>
  <w15:docId w15:val="{832C7C9F-DD20-0C45-B08B-D43F706E9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 Light" w:eastAsia="Open Sans Light" w:hAnsi="Open Sans Light" w:cs="Open Sans Light"/>
        <w:lang w:val="pl-PL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45E"/>
  </w:style>
  <w:style w:type="paragraph" w:styleId="Heading1">
    <w:name w:val="heading 1"/>
    <w:basedOn w:val="Normal"/>
    <w:next w:val="Normal"/>
    <w:uiPriority w:val="9"/>
    <w:qFormat/>
    <w:rsid w:val="00E8545E"/>
    <w:pPr>
      <w:tabs>
        <w:tab w:val="left" w:pos="1134"/>
        <w:tab w:val="center" w:pos="4536"/>
        <w:tab w:val="right" w:pos="9072"/>
      </w:tabs>
      <w:spacing w:before="100" w:after="120" w:line="360" w:lineRule="auto"/>
      <w:ind w:left="360" w:right="567" w:hanging="360"/>
      <w:outlineLvl w:val="0"/>
    </w:pPr>
    <w:rPr>
      <w:rFonts w:ascii="Calibri" w:eastAsia="Calibri" w:hAnsi="Calibri" w:cs="Calibri"/>
      <w:b/>
      <w:color w:val="1F497D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E8545E"/>
    <w:pPr>
      <w:pBdr>
        <w:bottom w:val="single" w:sz="18" w:space="1" w:color="F58220"/>
      </w:pBdr>
      <w:ind w:right="1701"/>
      <w:outlineLvl w:val="1"/>
    </w:pPr>
    <w:rPr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E8545E"/>
    <w:pPr>
      <w:keepNext/>
      <w:keepLines/>
      <w:pBdr>
        <w:bottom w:val="none" w:sz="0" w:space="0" w:color="000000"/>
      </w:pBdr>
      <w:spacing w:before="200" w:after="0" w:line="240" w:lineRule="auto"/>
      <w:ind w:left="720" w:hanging="360"/>
      <w:outlineLvl w:val="2"/>
    </w:pPr>
    <w:rPr>
      <w:rFonts w:ascii="Cambria" w:eastAsia="Cambria" w:hAnsi="Cambria" w:cs="Cambria"/>
      <w:b/>
      <w:color w:val="4F81BD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E8545E"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E8545E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E8545E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E8545E"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9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1">
    <w:name w:val="Table Normal1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ny1">
    <w:name w:val="Normalny1"/>
    <w:rsid w:val="00370C7C"/>
  </w:style>
  <w:style w:type="table" w:customStyle="1" w:styleId="TableNormal12">
    <w:name w:val="Table Normal12"/>
    <w:rsid w:val="00370C7C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3">
    <w:name w:val="Table Normal13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4">
    <w:name w:val="Table Normal14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5">
    <w:name w:val="Table Normal15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6">
    <w:name w:val="Table Normal16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7">
    <w:name w:val="Table Normal17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8">
    <w:name w:val="Table Normal18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9">
    <w:name w:val="Table Normal19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0">
    <w:name w:val="Table Normal20"/>
    <w:rsid w:val="00E854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20"/>
    <w:rsid w:val="00E8545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20"/>
    <w:rsid w:val="00E8545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0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0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E8545E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545E"/>
  </w:style>
  <w:style w:type="character" w:styleId="CommentReference">
    <w:name w:val="annotation reference"/>
    <w:basedOn w:val="DefaultParagraphFont"/>
    <w:uiPriority w:val="99"/>
    <w:semiHidden/>
    <w:unhideWhenUsed/>
    <w:rsid w:val="00E8545E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7D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7D31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5F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5F8D"/>
    <w:rPr>
      <w:b/>
      <w:bCs/>
    </w:rPr>
  </w:style>
  <w:style w:type="table" w:customStyle="1" w:styleId="a3">
    <w:basedOn w:val="TableNormal20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0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0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0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960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027"/>
  </w:style>
  <w:style w:type="paragraph" w:styleId="Footer">
    <w:name w:val="footer"/>
    <w:basedOn w:val="Normal"/>
    <w:link w:val="FooterChar"/>
    <w:uiPriority w:val="99"/>
    <w:unhideWhenUsed/>
    <w:rsid w:val="003960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027"/>
  </w:style>
  <w:style w:type="paragraph" w:styleId="ListParagraph">
    <w:name w:val="List Paragraph"/>
    <w:basedOn w:val="Normal"/>
    <w:uiPriority w:val="34"/>
    <w:qFormat/>
    <w:rsid w:val="007D3CD1"/>
    <w:pPr>
      <w:ind w:left="720"/>
      <w:contextualSpacing/>
    </w:pPr>
  </w:style>
  <w:style w:type="table" w:styleId="TableGrid">
    <w:name w:val="Table Grid"/>
    <w:basedOn w:val="TableNormal"/>
    <w:uiPriority w:val="39"/>
    <w:rsid w:val="007772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unhideWhenUsed/>
    <w:rsid w:val="00986888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986888"/>
  </w:style>
  <w:style w:type="character" w:styleId="FootnoteReference">
    <w:name w:val="footnote reference"/>
    <w:basedOn w:val="DefaultParagraphFont"/>
    <w:uiPriority w:val="99"/>
    <w:semiHidden/>
    <w:unhideWhenUsed/>
    <w:rsid w:val="00986888"/>
    <w:rPr>
      <w:vertAlign w:val="superscript"/>
    </w:rPr>
  </w:style>
  <w:style w:type="table" w:customStyle="1" w:styleId="a7">
    <w:basedOn w:val="TableNormal19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9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9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9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9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8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8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8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8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8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7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C5C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ff0">
    <w:basedOn w:val="TableNormal14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4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4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4"/>
    <w:rsid w:val="00E8545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3"/>
    <w:rsid w:val="00370C7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3"/>
    <w:rsid w:val="00370C7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1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1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1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1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1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evision">
    <w:name w:val="Revision"/>
    <w:hidden/>
    <w:uiPriority w:val="99"/>
    <w:semiHidden/>
    <w:rsid w:val="00B32CD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9b2K1SvffytzvGeMfcorpHraIg==">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947</Words>
  <Characters>5401</Characters>
  <Application>Microsoft Office Word</Application>
  <DocSecurity>0</DocSecurity>
  <Lines>45</Lines>
  <Paragraphs>12</Paragraphs>
  <ScaleCrop>false</ScaleCrop>
  <Company/>
  <LinksUpToDate>false</LinksUpToDate>
  <CharactersWithSpaces>6336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Barbara Wrzołek</dc:creator>
  <cp:lastModifiedBy>Ben Stanley</cp:lastModifiedBy>
  <cp:revision>4</cp:revision>
  <dcterms:created xsi:type="dcterms:W3CDTF">2025-03-26T14:51:00Z</dcterms:created>
  <dcterms:modified xsi:type="dcterms:W3CDTF">2025-04-02T10:33:00Z</dcterms:modified>
</cp:coreProperties>
</file>